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0.webp" ContentType="image/webp"/>
  <Override PartName="/word/media/image13.svg" ContentType="image/svg+xml"/>
  <Override PartName="/word/media/image14.webp" ContentType="image/webp"/>
  <Override PartName="/word/media/image15.webp" ContentType="image/webp"/>
  <Override PartName="/word/media/image16.webp" ContentType="image/webp"/>
  <Override PartName="/word/media/image17.webp" ContentType="image/webp"/>
  <Override PartName="/word/media/image18.webp" ContentType="image/webp"/>
  <Override PartName="/word/media/image19.webp" ContentType="image/webp"/>
  <Override PartName="/word/media/image20.webp" ContentType="image/webp"/>
  <Override PartName="/word/media/image21.webp" ContentType="image/webp"/>
  <Override PartName="/word/media/image22.webp" ContentType="image/webp"/>
  <Override PartName="/word/media/image23.webp" ContentType="image/webp"/>
  <Override PartName="/word/media/image24.webp" ContentType="image/webp"/>
  <Override PartName="/word/media/image9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Webstorm 功能清单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Webstorm的增删改查的功能清单</w:t>
      </w:r>
    </w:p>
    <w:p>
      <w:r>
        <w:rPr>
          <w:rFonts w:hint="eastAsia"/>
        </w:rPr>
        <w:drawing>
          <wp:inline distT="0" distB="0" distL="114300" distR="114300">
            <wp:extent cx="9525" cy="9525"/>
            <wp:effectExtent l="0" t="0" r="0" b="0"/>
            <wp:docPr id="25" name="图片 3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42435" cy="1640840"/>
            <wp:effectExtent l="0" t="0" r="5715" b="1651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Webstorm配置化解析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WebstormUI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Webstorm内存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工作146:webstorm持续updating indices解决方法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歌谣--前端学习--前端日常工作</w:t>
      </w:r>
    </w:p>
    <w:p>
      <w:pPr>
        <w:rPr>
          <w:rFonts w:hint="eastAsia"/>
        </w:rPr>
      </w:pPr>
      <w:r>
        <w:rPr>
          <w:rFonts w:hint="eastAsia"/>
        </w:rPr>
        <w:t>专栏收录该内容</w:t>
      </w:r>
    </w:p>
    <w:p>
      <w:pPr>
        <w:rPr>
          <w:rFonts w:hint="eastAsia"/>
        </w:rPr>
      </w:pPr>
      <w:r>
        <w:rPr>
          <w:rFonts w:hint="eastAsia"/>
        </w:rPr>
        <w:t>334 篇文章5 订阅</w:t>
      </w:r>
    </w:p>
    <w:p>
      <w:pPr>
        <w:rPr>
          <w:rFonts w:hint="eastAsia"/>
        </w:rPr>
      </w:pPr>
      <w:r>
        <w:rPr>
          <w:rFonts w:hint="eastAsia"/>
        </w:rPr>
        <w:t>订阅专栏</w:t>
      </w:r>
    </w:p>
    <w:p>
      <w:pPr>
        <w:rPr>
          <w:rFonts w:hint="eastAsia"/>
        </w:rPr>
      </w:pPr>
      <w:r>
        <w:rPr>
          <w:rFonts w:hint="eastAsia"/>
        </w:rPr>
        <w:t>现象</w:t>
      </w:r>
    </w:p>
    <w:p>
      <w:pPr>
        <w:rPr>
          <w:rFonts w:hint="eastAsia"/>
        </w:rPr>
      </w:pPr>
      <w:r>
        <w:rPr>
          <w:rFonts w:hint="eastAsia"/>
        </w:rPr>
        <w:t>在应用Webstorm进行开发相关工作时，发现IDE一直处于updating indices状态，根据错误提示，查看项目目录中.idea\workspace.xml文件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，发现在进行git版本管理过程中，此文件进行了merge操作，结果导致文件中内容格式错乱，通过回退版本，发现问题并为解决，通过网络查询，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可能是由于项目中node_modules文件文件过大，而且将该文件夹作为目录标记，解决方法就是右键node_modules，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选择Mark Directory as-&gt;Excluded,会使IDEA排除index这个文件夹，问题得以解决。</w:t>
      </w:r>
    </w:p>
    <w:p>
      <w:pPr>
        <w:rPr>
          <w:rFonts w:hint="eastAsia"/>
        </w:rPr>
      </w:pPr>
      <w:r>
        <w:rPr>
          <w:rFonts w:hint="eastAsia"/>
        </w:rPr>
        <w:t>————————————————</w:t>
      </w:r>
    </w:p>
    <w:p>
      <w:pPr>
        <w:rPr>
          <w:rFonts w:hint="eastAsia"/>
        </w:rPr>
      </w:pPr>
      <w:r>
        <w:rPr>
          <w:rFonts w:hint="eastAsia"/>
        </w:rPr>
        <w:t>版权声明：本文为CSDN博主「普通网友」的原创文章，遵循CC 4.0 BY-SA版权协议，转载请附上原文出处链接及本声明。</w:t>
      </w:r>
    </w:p>
    <w:p>
      <w:r>
        <w:rPr>
          <w:rFonts w:hint="eastAsia"/>
        </w:rPr>
        <w:t>原文链接：https://blog.csdn.net/weixin_43392489/article/details/110069425</w:t>
      </w:r>
    </w:p>
    <w:p>
      <w:pPr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HYPERLINK "https://www.cnblogs.com/ElvisZhongShao/p/15174499.html" </w:instrText>
      </w:r>
      <w:r>
        <w:rPr>
          <w:b/>
          <w:bCs/>
        </w:rPr>
        <w:fldChar w:fldCharType="separate"/>
      </w:r>
      <w:r>
        <w:rPr>
          <w:b/>
          <w:bCs/>
        </w:rPr>
        <w:t>添加文件夹右键以webstrom打开</w:t>
      </w:r>
      <w:r>
        <w:rPr>
          <w:b/>
          <w:bCs/>
        </w:rPr>
        <w:fldChar w:fldCharType="end"/>
      </w:r>
    </w:p>
    <w:p/>
    <w:p>
      <w:r>
        <w:rPr>
          <w:rFonts w:hint="eastAsia"/>
        </w:rPr>
        <w:t>安装引导过程有一项，可以选择直接添加。如果当时没有勾选，则需要自行添加注册表。</w:t>
      </w:r>
    </w:p>
    <w:p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"https://blog.csdn.net/qq_37086982/article/details/107366333" \o "原文地址：" \t "https://www.cnblogs.com/ElvisZhongShao/p/_blank" </w:instrText>
      </w:r>
      <w:r>
        <w:rPr>
          <w:rFonts w:hint="eastAsia"/>
        </w:rPr>
        <w:fldChar w:fldCharType="separate"/>
      </w:r>
      <w:r>
        <w:rPr>
          <w:rFonts w:hint="eastAsia"/>
        </w:rPr>
        <w:t>原文地址</w:t>
      </w:r>
      <w:r>
        <w:rPr>
          <w:rFonts w:hint="eastAsia"/>
        </w:rPr>
        <w:fldChar w:fldCharType="end"/>
      </w:r>
      <w:r>
        <w:rPr>
          <w:rFonts w:hint="eastAsia"/>
        </w:rPr>
        <w:t>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"https://blog.csdn.net/qq_37086982/article/details/107366333" \t "https://www.cnblogs.com/ElvisZhongShao/p/_blank" </w:instrText>
      </w:r>
      <w:r>
        <w:rPr>
          <w:rFonts w:hint="eastAsia"/>
        </w:rPr>
        <w:fldChar w:fldCharType="separate"/>
      </w:r>
      <w:r>
        <w:rPr>
          <w:rFonts w:hint="eastAsia"/>
        </w:rPr>
        <w:t>https://blog.csdn.net/qq_37086982/article/details/107366333</w:t>
      </w:r>
      <w:r>
        <w:rPr>
          <w:rFonts w:hint="eastAsia"/>
        </w:rPr>
        <w:fldChar w:fldCharType="end"/>
      </w:r>
    </w:p>
    <w:p>
      <w:r>
        <w:rPr>
          <w:rFonts w:hint="eastAsia"/>
        </w:rPr>
        <w:t>win+ r 输入regedit .打开注册表</w:t>
      </w:r>
    </w:p>
    <w:p>
      <w:r>
        <w:rPr>
          <w:rFonts w:hint="eastAsia"/>
        </w:rPr>
        <w:t>找到HKEY_CLASSES_ROOT \ Directory \ shell</w:t>
      </w:r>
    </w:p>
    <w:p>
      <w:r>
        <w:rPr>
          <w:rFonts w:hint="eastAsia"/>
        </w:rPr>
        <w:t>在shell内新建项,命名为WebStorm</w:t>
      </w:r>
    </w:p>
    <w:p>
      <w:r>
        <w:rPr>
          <w:rFonts w:hint="eastAsia"/>
        </w:rPr>
        <w:t>在WebStorm项上右键新建字符串值 icon</w:t>
      </w:r>
    </w:p>
    <w:p>
      <w:r>
        <w:rPr>
          <w:rFonts w:hint="eastAsia"/>
        </w:rPr>
        <w:t>WebStorm项内右侧双击默认数值数据内填写你右键菜单的名称WebStorm打开此文件夹</w:t>
      </w:r>
    </w:p>
    <w:p>
      <w:r>
        <w:rPr>
          <w:rFonts w:hint="eastAsia"/>
        </w:rPr>
        <w:t>双击icon数值数据内填写</w:t>
      </w:r>
      <w:r>
        <w:rPr>
          <w:rFonts w:hint="eastAsia"/>
        </w:rPr>
        <w:br w:type="textWrapping"/>
      </w:r>
      <w:r>
        <w:rPr>
          <w:rFonts w:hint="eastAsia"/>
        </w:rPr>
        <w:t>C:\Program Files\JetBrains\WebStorm 2020.1\bin\webstorm64.exe</w:t>
      </w:r>
    </w:p>
    <w:p>
      <w:r>
        <w:rPr>
          <w:rFonts w:hint="eastAsia"/>
        </w:rPr>
        <w:t>WebStorm项下新建command项</w:t>
      </w:r>
      <w:r>
        <w:rPr>
          <w:rFonts w:hint="eastAsia"/>
        </w:rPr>
        <w:br w:type="textWrapping"/>
      </w:r>
      <w:r>
        <w:rPr>
          <w:rFonts w:hint="eastAsia"/>
        </w:rPr>
        <w:t>command项内默认填写</w:t>
      </w:r>
      <w:r>
        <w:rPr>
          <w:rFonts w:hint="eastAsia"/>
        </w:rPr>
        <w:br w:type="textWrapping"/>
      </w:r>
      <w:r>
        <w:rPr>
          <w:rFonts w:hint="eastAsia"/>
        </w:rPr>
        <w:t>C:\Program Files\JetBrains\WebStorm 2020.1\bin\webstorm64.exe %1</w:t>
      </w:r>
      <w:r>
        <w:rPr>
          <w:rFonts w:hint="eastAsia"/>
        </w:rPr>
        <w:br w:type="textWrapping"/>
      </w:r>
      <w:r>
        <w:rPr>
          <w:rFonts w:hint="eastAsia"/>
        </w:rPr>
        <w:t>路径末尾添加%1(%前有一个英文空格)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英文单词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External change外部改变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6055" cy="3846830"/>
            <wp:effectExtent l="0" t="0" r="10795" b="12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675" cy="1991995"/>
            <wp:effectExtent l="0" t="0" r="3175" b="825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54625" cy="2286000"/>
            <wp:effectExtent l="0" t="0" r="317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"https://juejin.cn/post/6963835326821302303"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https://juejin.cn/post/6963835326821302303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outlineLvl w:val="1"/>
        <w:rPr>
          <w:rFonts w:hint="default"/>
          <w:b/>
          <w:bCs/>
        </w:rPr>
      </w:pPr>
      <w:r>
        <w:rPr>
          <w:rFonts w:hint="default"/>
          <w:b/>
          <w:bCs/>
        </w:rPr>
        <w:t>webstorm自动保存功能设置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工作问题小结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后台看我本地，而我又在改代码，实时保存编译的话，刷新页面了</w:t>
      </w:r>
    </w:p>
    <w:p>
      <w:pPr>
        <w:rPr>
          <w:rFonts w:hint="default"/>
          <w:lang w:val="en-US" w:eastAsia="zh-CN"/>
        </w:rPr>
      </w:pPr>
      <w:r>
        <w:rPr>
          <w:rFonts w:hint="default"/>
        </w:rPr>
        <w:t>打开setting设置，Crtl+Alt+S快捷键，勾选为自动保存</w:t>
      </w:r>
    </w:p>
    <w:p>
      <w:pPr>
        <w:rPr>
          <w:rFonts w:hint="default"/>
        </w:rPr>
      </w:pPr>
      <w:r>
        <w:rPr>
          <w:rFonts w:hint="default"/>
        </w:rPr>
        <w:t>在红色方框内打勾，表示自动保存，取消则不自动保存。</w:t>
      </w:r>
    </w:p>
    <w:p>
      <w:r>
        <w:drawing>
          <wp:inline distT="0" distB="0" distL="114300" distR="114300">
            <wp:extent cx="5266055" cy="3751580"/>
            <wp:effectExtent l="0" t="0" r="10795" b="127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  <w:t>都 2021 了你居然还在用 WebStorm ？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sz w:val="18"/>
          <w:szCs w:val="18"/>
          <w:u w:val="none"/>
        </w:rPr>
        <w:drawing>
          <wp:inline distT="0" distB="0" distL="114300" distR="114300">
            <wp:extent cx="7334250" cy="6686550"/>
            <wp:effectExtent l="0" t="0" r="0" b="0"/>
            <wp:docPr id="12" name="图片 1" descr="IMG_256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instrText xml:space="preserve"> HYPERLINK "https://juejin.cn/team/6948236603978416165/posts"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separate"/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4"/>
          <w:szCs w:val="24"/>
          <w:u w:val="none"/>
        </w:rPr>
        <w:t>飞猪前端团队</w:t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sz w:val="18"/>
          <w:szCs w:val="18"/>
          <w:u w:val="none"/>
        </w:rPr>
        <w:drawing>
          <wp:inline distT="0" distB="0" distL="114300" distR="114300">
            <wp:extent cx="228600" cy="228600"/>
            <wp:effectExtent l="0" t="0" r="0" b="0"/>
            <wp:docPr id="13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IMG_25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before="30" w:beforeAutospacing="0" w:line="300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kern w:val="0"/>
          <w:sz w:val="18"/>
          <w:szCs w:val="18"/>
          <w:lang w:val="en-US" w:eastAsia="zh-CN" w:bidi="ar"/>
        </w:rPr>
        <w:t>2021年05月19日 11:17 ·  阅读 29550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lang w:val="en-US" w:eastAsia="zh-CN" w:bidi="ar"/>
        </w:rPr>
        <w:t> 关注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lang w:val="en-US" w:eastAsia="zh-CN" w:bidi="ar"/>
        </w:rPr>
        <w:drawing>
          <wp:inline distT="0" distB="0" distL="114300" distR="114300">
            <wp:extent cx="12287250" cy="6915150"/>
            <wp:effectExtent l="0" t="0" r="0" b="0"/>
            <wp:docPr id="11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IMG_2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0" cy="691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shd w:val="clear" w:fill="EEEEEE"/>
          <w:lang w:val="en-US" w:eastAsia="zh-CN" w:bidi="ar"/>
        </w:rPr>
        <w:drawing>
          <wp:inline distT="0" distB="0" distL="114300" distR="114300">
            <wp:extent cx="2857500" cy="2609850"/>
            <wp:effectExtent l="0" t="0" r="0" b="0"/>
            <wp:docPr id="14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IMG_2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instrText xml:space="preserve"> HYPERLINK "https://juejin.cn/user/3051900006845944" \t "https://juejin.cn/post/_blank" </w:instrTex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sz w:val="21"/>
          <w:szCs w:val="21"/>
          <w:u w:val="none"/>
        </w:rPr>
        <w:t>飞猪前端团队</w:t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sz w:val="21"/>
          <w:szCs w:val="21"/>
          <w:u w:val="none"/>
        </w:rPr>
        <w:drawing>
          <wp:inline distT="0" distB="0" distL="114300" distR="114300">
            <wp:extent cx="219075" cy="133350"/>
            <wp:effectExtent l="0" t="0" r="9525" b="0"/>
            <wp:docPr id="1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6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3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kern w:val="0"/>
          <w:sz w:val="21"/>
          <w:szCs w:val="21"/>
          <w:lang w:val="en-US" w:eastAsia="zh-CN" w:bidi="ar"/>
        </w:rPr>
        <w:t>公众号 @ fliggyfe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〇、起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都 2021 年了，你居然还在用 WebStorm？VSCode 不香吗？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敲代码用啥只有一个条件就是你可以超级熟练使用那个工具，重点是可提高你独有的敲代码效率，有些像「君子性非异也，善假于物也」这句话表达的观点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那么到底 WebStorm 更香在哪儿，周末花了个下午怼篇文章来开一个 “历史倒车轮“，给大伙介绍一下「如何用上 WebStorm 最新正版？」「如何让 WebStorm 好用不卡？」，以及「WebStorm 香的地方在哪里？」，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以下文章将单词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WebStorm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 换成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IntelliJ IDEA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 也合适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一、如何用上 WebStorm 最新正版？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3867150"/>
            <wp:effectExtent l="0" t="0" r="0" b="0"/>
            <wp:docPr id="15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 descr="IMG_26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很建议初步使用的时候「用上 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"https://link.juejin.cn/?target=https://www.jetbrains.com/zh-cn/webstorm/" \o "https://www.jetbrains.com/zh-cn/webstorm/" \t "https://juejin.cn/post/_blank" </w:instrTex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t>WebStorm 30天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内免费」的福利，等到觉得好用再去考虑申请正式版本，防止造成不必要的浪费！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1. 自费去官方购买个人版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资金允许的同学可以直接上官网买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"https://link.juejin.cn/?target=https://www.jetbrains.com/zh-cn/store/%23personal" \o "https://www.jetbrains.com/zh-cn/store/#personal"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个人版本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，首年 59 美元，后面年续会便宜不少(59-&gt;47-&gt;35)，假如不更新的话还可一直用下去不续费。同时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对于个人版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"https://link.juejin.cn/?target=https://sales.jetbrains.com/hc/en-gb/articles/207241015-Can-I-use-my-personal-license-for-commercial-development-" \o "https://sales.jetbrains.com/hc/en-gb/articles/207241015-Can-I-use-my-personal-license-for-commercial-development-" \t "https://juejin.cn/post/_blank" </w:instrTex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t>官方说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同样支持用于商业项目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，只需要保证一个人用即可。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2. 通过开源项目申请一年的使用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讲道理，JetBrains 公司真的很良心，提供了开源开发许可证福利，让大伙免费用他家软件进行开源贡献，一般项目维护在 3 个月以上大概率可通过。可从此入口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"https://link.juejin.cn/?target=https://www.jetbrains.com/zh-cn/community/opensource/%23support" \o "https://www.jetbrains.com/zh-cn/community/opensource/#support"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免费许可证计划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进入申请，也可参考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"https://link.juejin.cn/?target=https://zhuanlan.zhihu.com/p/87370573" \o "https://zhuanlan.zhihu.com/p/87370573"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这篇教程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；除去开源申请外，还可试试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"https://link.juejin.cn/?target=https://www.jetbrains.com/zh-cn/community/dev-recognition/" \o "https://www.jetbrains.com/zh-cn/community/dev-recognition/"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学术许可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"https://link.juejin.cn/?target=https://www.jetbrains.com/zh-cn/community/user-groups/" \o "https://www.jetbrains.com/zh-cn/community/user-groups/"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用户组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"https://link.juejin.cn/?target=https://www.jetbrains.com/zh-cn/community/events-partnership/%23developers" \o "https://www.jetbrains.com/zh-cn/community/events-partnership/#developers"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开发者活动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"https://link.juejin.cn/?target=https://www.jetbrains.com/zh-cn/community/dev-recognition/" \o "https://www.jetbrains.com/zh-cn/community/dev-recognition/"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开发者认可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方式获取，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但都「不能用于商业项目」请斟酌使用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综上，若资金允许就买个人正式版，有些紧就用开源项目的方案。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同时 </w:t>
      </w:r>
      <w:del w:id="0">
        <w:r>
          <w:rPr>
            <w:rFonts w:hint="default" w:ascii="Segoe UI" w:hAnsi="Segoe UI" w:eastAsia="Segoe UI" w:cs="Segoe UI"/>
            <w:i w:val="0"/>
            <w:iCs w:val="0"/>
            <w:caps w:val="0"/>
            <w:color w:val="333333"/>
            <w:spacing w:val="0"/>
            <w:sz w:val="24"/>
            <w:szCs w:val="24"/>
          </w:rPr>
          <w:delText>不建议用淘宝购买自己邮箱授权的教育版或用 </w:delText>
        </w:r>
      </w:del>
      <w:del w:id="1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sz w:val="24"/>
            <w:szCs w:val="24"/>
            <w:u w:val="none"/>
          </w:rPr>
          <w:fldChar w:fldCharType="begin"/>
        </w:r>
      </w:del>
      <w:del w:id="2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sz w:val="24"/>
            <w:szCs w:val="24"/>
            <w:u w:val="none"/>
          </w:rPr>
          <w:delInstrText xml:space="preserve"> HYPERLINK "https://link.juejin.cn/?target=https://gitee.com/pengzhile/ide-eval-resetter" \o "https://gitee.com/pengzhile/ide-eval-resetter" \t "https://juejin.cn/post/_blank" </w:delInstrText>
        </w:r>
      </w:del>
      <w:del w:id="3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sz w:val="24"/>
            <w:szCs w:val="24"/>
            <w:u w:val="none"/>
          </w:rPr>
          <w:fldChar w:fldCharType="separate"/>
        </w:r>
      </w:del>
      <w:del w:id="4">
        <w:r>
          <w:rPr>
            <w:rStyle w:val="11"/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sz w:val="24"/>
            <w:szCs w:val="24"/>
            <w:u w:val="none"/>
          </w:rPr>
          <w:delText>ide-eval-resetter</w:delText>
        </w:r>
      </w:del>
      <w:del w:id="5">
        <w:r>
          <w:rPr>
            <w:rFonts w:hint="default" w:ascii="Segoe UI" w:hAnsi="Segoe UI" w:eastAsia="Segoe UI" w:cs="Segoe UI"/>
            <w:i w:val="0"/>
            <w:iCs w:val="0"/>
            <w:caps w:val="0"/>
            <w:color w:val="0269C8"/>
            <w:spacing w:val="0"/>
            <w:sz w:val="24"/>
            <w:szCs w:val="24"/>
            <w:u w:val="none"/>
          </w:rPr>
          <w:fldChar w:fldCharType="end"/>
        </w:r>
      </w:del>
      <w:del w:id="6">
        <w:r>
          <w:rPr>
            <w:rFonts w:hint="default" w:ascii="Segoe UI" w:hAnsi="Segoe UI" w:eastAsia="Segoe UI" w:cs="Segoe UI"/>
            <w:i w:val="0"/>
            <w:iCs w:val="0"/>
            <w:caps w:val="0"/>
            <w:color w:val="333333"/>
            <w:spacing w:val="0"/>
            <w:sz w:val="24"/>
            <w:szCs w:val="24"/>
          </w:rPr>
          <w:delText> 插件延迟试用期的灰色地带方式</w:delText>
        </w:r>
      </w:del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来开发商业项目。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二、如何让 WebStorm 好用不卡？</w:t>
      </w:r>
    </w:p>
    <w:p>
      <w:pPr>
        <w:keepNext w:val="0"/>
        <w:keepLines w:val="0"/>
        <w:widowControl/>
        <w:suppressLineNumbers w:val="0"/>
        <w:spacing w:line="26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drawing>
          <wp:inline distT="0" distB="0" distL="114300" distR="114300">
            <wp:extent cx="12420600" cy="7762875"/>
            <wp:effectExtent l="0" t="0" r="0" b="9525"/>
            <wp:docPr id="9" name="图片 7" descr="IMG_262">
              <a:hlinkClick xmlns:a="http://schemas.openxmlformats.org/drawingml/2006/main" r:id="rId20" tooltip="https://qpluspicture.oss-cn-beijing.aliyuncs.com/up/QYtuow.mp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6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打开我 Mac 上最大的一个项目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"https://link.juejin.cn/?target=https://github.com/alibaba/x-render" \o "https://github.com/alibaba/x-render"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xRender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，没有插电情况下，实际的启动效果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instrText xml:space="preserve"> HYPERLINK "https://link.juejin.cn/?target=https://qpluspicture.oss-cn-beijing.aliyuncs.com/up/QYtuow.mp4" \o "https://qpluspicture.oss-cn-beijing.aliyuncs.com/up/QYtuow.mp4"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录屏 mp4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kern w:val="0"/>
          <w:sz w:val="24"/>
          <w:szCs w:val="24"/>
          <w:u w:val="none"/>
          <w:lang w:val="en-US" w:eastAsia="zh-CN" w:bidi="ar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1. 安装几个常用的插件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直接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 + ，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打开设置，找到 plugin，复制后在插件市场进行搜索安装：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中文语言包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：讲道理编程的同学应该默认全英文，但是安装后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你会一眼发现很多之前英语下“看不到“的东西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。想起之前自己强迫自己苹果全家桶都用英文，坚持了 1 个月就忍不下去了，虽然看得懂，但是需要脑袋 proxy 翻译的时间，回想起来何必呢？不过看英语如看中文无需反应的同学可忽视（等到哪一天功能熟练以后其实也可以关闭中文）。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Coderpillr Theme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：超级好看的一个主题，之前试过很多如 One Dark、Material Theme Ul 都不是很满意，其实最爱 Dracula Theme，但遗憾在这里不好看，刚好 Coderpillr 这个小众的很有 Dracula 风格，深得我心。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Key Promoter X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：快捷键爱好者的神器，会来智能教你记住快捷键。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.ignore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：自动提示你哪些文件可以被 ignore，省去新项目场景一个一个找的问题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WakaTime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：需要稍微配置一下，可以将你所有敲代码的地方装上这个插件，可以很访问的统计你敲了多长时间的代码，详细见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"https://link.juejin.cn/?target=https://wakatime.com/" \o "https://wakatime.com/"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官网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对于插件，不建议安装太多，满足使用即可，太酷炫的反而影响性能，同时也建议禁用掉一批你用不上的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2.修改一下文字大小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主要有 3 个常用地方要修改下，可也按照个人喜好配置（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"https://link.juejin.cn/?target=https://qpluspicture.oss-cn-beijing.aliyuncs.com/up/gatYqk.png" \o "https://qpluspicture.oss-cn-beijing.aliyuncs.com/up/gatYqk.png"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截图说明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）：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一是外观字体，默认有些小了，建议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.ApplesystemUIFont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16；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二是编辑器字体，推荐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JetBrains Meno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20，行高 1.16，不要连体；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三是控制台字体，推荐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JetBrains Meno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18，行高 1.14，紧凑一些，不要连体；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3. 禁止掉不用的插件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继续在 plugin 中已安装 Tab 中，对你觉得你用不上的取消勾选禁止掉一批可能用不上的，减少使用内存，我禁止了很多，其中「Code With Me」不用也可以关闭，可以在「帮助-&gt;诊断工具-&gt;分析插件内存」来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"https://link.juejin.cn/?target=https://qpluspicture.oss-cn-beijing.aliyuncs.com/up/qqeGgE.png" \o "https://qpluspicture.oss-cn-beijing.aliyuncs.com/up/qqeGgE.png"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看到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更多可优化的空间，选择性参考如下：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4981575"/>
            <wp:effectExtent l="0" t="0" r="0" b="9525"/>
            <wp:docPr id="8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6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4. 将默认内存设置大一些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4238625"/>
            <wp:effectExtent l="0" t="0" r="0" b="9525"/>
            <wp:docPr id="10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6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当前占用内存，可在底部栏看到，如果没有，可以右键底栏选择打开，也可以关闭一些不用的状态显示。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在顶部菜单栏找到「帮助-&gt;更改内存设置」(2)，M1 很牛逼不动也行，其他的更新到 4096 即可(3)。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5. 记住和设置常用的快捷键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建议从这里开始，打开本地有 Git 发布记录的前端项目来测试，借此熟练一遍，建议在「设置-&gt;键盘映射」中，将「在 Touch Bar上 显示F1、F2等键」勾选上。由于正常软件为了最大化主编辑区，操作动作都在埋在菜单内部了，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导致不能所见所得从而想不到使用，记住快捷键可以让你没有想到情况下比普通用户用到多 50% 的潮流功能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常用的一些好用快捷键，建议强迫多用最后到肌肉记住：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查找替换操作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shift 按两次             // 随处搜索，搜索文件、功能、代码很方便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f              // 当前页搜索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f      // 全局搜索字段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r              // 替换当前文档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r      // 全局替换字段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视图展示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+ 1              // 显示隐藏左侧文件树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+ 0              // 显示当前待提交代码，用于提交前 diff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+ 9              // 显示当前历史所有的提交记录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+ 7              // 显示当前文件的结构，特别是看 Class 时候很方便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上箭头         // 跳转到导航栏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代码操作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option + l     // 格式化代码(常用)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shift + f6               // 使文件、标签、变量名重命名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f2, shift + f2           // 切换到上\下一个突出错误的位置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shift + 回车             // 无论在什么位置，自动跳到下一行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option + 回车            // 警告代码快速给出自动修正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点击           // 跳到代码调用位置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delete         // 删除当前行，command + x也可以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d              // 复制新增一行一样的代码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w              // 关闭当前文件选项卡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/              // 注释行代码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b              // 跳转到变量声明处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c      // 复制文件的路径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[ ]    // 选项卡快速切换，很有用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u      // 大小写自动转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/      // 注释块代码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+/-    // 展开/折叠 当前选中的代码块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shift + v      // 从剪切板里选择黏贴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999999"/>
          <w:spacing w:val="0"/>
          <w:sz w:val="18"/>
          <w:szCs w:val="18"/>
          <w:shd w:val="clear" w:fill="F8F8F8"/>
        </w:rPr>
        <w:t>#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8"/>
          <w:szCs w:val="18"/>
          <w:shd w:val="clear" w:fill="F8F8F8"/>
        </w:rPr>
        <w:t># git 操作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k              // 填写代码提交记录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option + k     // 提交代码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option + z     // 撤销当前代码改动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ind w:left="720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command + d              // 选中两个文件进行对比，充当文件夹 diff 工具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复制代码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找到「设置里的键盘映射」，进行操作文字「搜索」，设置几个有用的自定义快捷键，我习惯用左边竖直对齐的 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，也可以设置自己顺手的: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打开最近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control+shift+r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或者更顺手的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，recent 可以将历史开发过的项目快速打开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打开..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control+shift+o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，open 用于打开新项目，后面更多使用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快速启动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关闭项目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control+shift+w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，用于关闭当前项目的 WebStrom 窗口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终端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control+shift+i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，iterm 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用于打开命令行窗口，这个命令用得很多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注解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control+shift+b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，blame 可以显示当前文件代码每行的开发记录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显示历史提交记录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control+shift+h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，history 可以显示当前文件所有的提交改动记录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拉代码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control+shift+p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，pull 当前分支最新的的 git 代码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与分支比较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：设置成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control+shift+d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，diff 可以将当前文件/文件夹（选择左侧的文件树）和历史分支对比，排查线上问题简直神器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切换演示模式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: 设置成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command+option+control+v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，view 特别合适在代码演示和分享给他人看的时候的场景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pBdr>
          <w:left w:val="none" w:color="auto" w:sz="0" w:space="0"/>
        </w:pBdr>
        <w:tabs>
          <w:tab w:val="left" w:pos="1440"/>
        </w:tabs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切换免打扰模式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: 设置成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command+option+control+m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，mute 特别合适想安静敲代码的时候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刚开始不习惯使用快捷键的同学，可以在顶部菜单栏、在编辑器上、底部状态栏上、左侧导航文件树上多用用</w:t>
      </w:r>
      <w:r>
        <w:rPr>
          <w:rStyle w:val="12"/>
          <w:rFonts w:hint="default" w:ascii="Consolas" w:hAnsi="Consolas" w:eastAsia="Consolas" w:cs="Consolas"/>
          <w:b/>
          <w:bCs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右键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，可以发现很多新玩意，通过 Key Promoter X 来辅助记忆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6. 可能用不上的高级设置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假如设置平时不卡，但是在 Webstorm 自带终端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npm i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以后，特别是依赖 node_modules 文件索引超多变化导致无响应的问题（好电脑一般不会），可以试试我这边调试了好多次的高级设置。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在顶部菜单找到「帮助-&gt;编辑自定义属性」，打开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idea.properties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文件，编辑如下：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idea.cycle.buffer.size=4096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idea.max.intellisense.filesize=50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继续在「帮助-&gt;编辑自定义VM选项」打开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webstorm.vmoptions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文件，编辑如下：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-ea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-server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-Xms2048m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-Xmx8192m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-Xss16m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-XX:MaxMetaspaceSize=2G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-XX:MetaspaceSize=1G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-XX:ConcGCThreads=8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-XX:ParallelGCThreads=8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-XX:NewRatio=2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-XX:ReservedCodeCacheSize=240m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-XX:+AlwaysPreTouch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-XX:+UseG1GC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-XX:+DoEscapeAnalysis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-XX:+TieredCompilationUseG1GC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-XX:SoftRefLRUPolicyMSPerMB=50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-XX:+UnlockExperimentalVMOptions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-Dsun.io.useCanonPrefixCache=false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-Djava.net.preferIPv4Stack=true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-Dsun.io.useCanonCaches=false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-XX:LargePageSizeInBytes=256m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-XX:+UseCodeCacheFlushing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-XX:+DisableExplicitGC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-XX:+ExplicitGCInvokesConcurrent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-XX:+AggressiveOpts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-XX:+CMSClassUnloadingEnabled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-XX:CMSInitiatingOccupancyFraction=60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-XX:+CMSParallelRemarkEnabled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-XX:+UseAdaptiveGCBoundary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-XX:+UseSplitVerifier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-XX:CompileThreshold=10000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-XX:+OptimizeStringConcat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-XX:+UseStringCache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-XX:+UseFastAccessorMethods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-XX:+UnlockDiagnosticVMOptions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-XX:+HeapDumpOnOutOfMemoryError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-XX:-OmitStackTraceInFastThrow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-Djdk.attach.allowAttachSelf=true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-Dkotlinx.coroutines.debug=off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-Djdk.module.illegalAccess.silent=true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-XX:+UseCompressedOops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-Dfile.encoding=UTF-8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-XX:CICompilerCount=2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-Xverify:none</w:t>
      </w:r>
      <w:r>
        <w:rPr>
          <w:rFonts w:hint="default" w:ascii="Consolas" w:hAnsi="Consolas" w:eastAsia="Consolas" w:cs="Consolas"/>
          <w:i w:val="0"/>
          <w:iCs w:val="0"/>
          <w:caps w:val="0"/>
          <w:color w:val="333333"/>
          <w:spacing w:val="0"/>
          <w:sz w:val="18"/>
          <w:szCs w:val="18"/>
          <w:shd w:val="clear" w:fill="F8F8F8"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最后在顶部菜单栏找到「文件-&gt;清楚缓存..」，然后重启 WebStrom 后，再试试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npm i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安装巨多依赖应该也不会卡了。</w:t>
      </w:r>
    </w:p>
    <w:p>
      <w:pPr>
        <w:keepNext w:val="0"/>
        <w:keepLines w:val="0"/>
        <w:widowControl/>
        <w:suppressLineNumbers w:val="0"/>
        <w:pBdr>
          <w:top w:val="single" w:color="DDDDDD" w:sz="6" w:space="0"/>
          <w:left w:val="none" w:color="auto" w:sz="0" w:space="0"/>
          <w:bottom w:val="none" w:color="auto" w:sz="0" w:space="0"/>
          <w:right w:val="none" w:color="auto" w:sz="0" w:space="0"/>
        </w:pBdr>
        <w:spacing w:before="480" w:beforeAutospacing="0" w:after="480" w:afterAutospacing="0" w:line="26" w:lineRule="atLeast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当你上面都熟练了，很建议在右下角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"https://link.juejin.cn/?target=https://qpluspicture.oss-cn-beijing.aliyuncs.com/up/yXusL6.png" \o "https://qpluspicture.oss-cn-beijing.aliyuncs.com/up/yXusL6.png"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状态栏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中登录账号进行同步，防止设置丢失，等你用过一段时间后，你就会发现 WebStorm 慢慢的就香起来了。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0"/>
          <w:szCs w:val="30"/>
        </w:rPr>
      </w:pPr>
      <w:r>
        <w:rPr>
          <w:i w:val="0"/>
          <w:iCs w:val="0"/>
          <w:caps w:val="0"/>
          <w:color w:val="333333"/>
          <w:spacing w:val="0"/>
          <w:sz w:val="30"/>
          <w:szCs w:val="30"/>
        </w:rPr>
        <w:t>三、WebStorm 香的地方在哪里？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1. 世界上最好用 Git 管理工具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看这一行代码是谁写的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：也叫 git blame，快捷键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control+shift+b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，或者在代码行数数字式右键「使用 Git Blame 注解」，就可以出现了这样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"https://link.juejin.cn/?target=https://qpluspicture.oss-cn-beijing.aliyuncs.com/up/Ko1zcO.png" \o "https://qpluspicture.oss-cn-beijing.aliyuncs.com/up/Ko1zcO.png"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效果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，同时可鼠标点击下对应的名称，会出现当时那次提交的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"https://link.juejin.cn/?target=https://qpluspicture.oss-cn-beijing.aliyuncs.com/up/60h8XE.png" \o "https://qpluspicture.oss-cn-beijing.aliyuncs.com/up/60h8XE.png"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详细记录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提交前 CR 代码改动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：很建议保持这个习惯，每次提交前都对比一下改动了下，快捷键为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 + 0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，这个 diff 对比超级清晰，同时很容易发现粗心的代码，这样的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"https://link.juejin.cn/?target=https://qpluspicture.oss-cn-beijing.aliyuncs.com/up/vgy10n.png" \o "https://qpluspicture.oss-cn-beijing.aliyuncs.com/up/vgy10n.png"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效果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，确定无误后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command+k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填写提交记录，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command+shift+k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提交代码，提交完成后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command+1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切回到代码开发。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查看当前的所有提交记录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 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control+shift+h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可以查看所有的历史提交记录，假如你只想看某个文件或者某个文件夹，选中，然后快捷键即可，或者右键找到 git 里面的「显示历史记录」。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查看当前分支和主干的改动点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：这个是我觉得最好用的地方，也叫「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救命操作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」，比如说线上出现了问题，想对比上线版本和上一个版本的全部代码改动点就用得上他了，或者你需要合并 master 之前用于最后的 CR 也是很合适的，快捷键为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control+shift+d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，或者在对应的总文件夹上面点击右键找到 git 里面的「与分支比较」,就可看到如下效果，同时可以按下 F7 来看下一个改动点。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7762875"/>
            <wp:effectExtent l="0" t="0" r="0" b="9525"/>
            <wp:docPr id="1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IMG_26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有试过知名的 Tower、Sourcetree、Sublime Merge、Fork 等 Git 管理工具，发现真心不如它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2. 很安稳的重构&amp;优化代码的神器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文件、变量重命名会帮忙将所有的调用也修改掉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：快捷键为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shift+f6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，也可以直接在文件或者变量上右键找到重构，改后所有地方都会帮你自动改动。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文件修改位置后，也会自动修改调用处的引用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文件删除前，会检测调用是否清理干掉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：可以在一个文件上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command+delete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试试，会提示你哪儿还在使用。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拼写错误、语法错误、代码写得不优雅都会有提示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：可以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option+回车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来按照建议修复，有时候拼写错误可能是自有单词，可将此单词存到 WebStorm 字典里面。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可以将某一块代码提炼成一个方法使用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：找到一块可以提炼成方法的代码，选中，然后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command+option+m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即可抽象方法并智能帮你方法命名。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可替换成使用 Prettier 作为默认格式化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：这个功能可以更好的和其他同事 VSCode 开发场景中代码格式保持一致，可见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"https://link.juejin.cn/?target=https://qpluspicture.oss-cn-beijing.aliyuncs.com/up/06rBw9.png" \o "https://qpluspicture.oss-cn-beijing.aliyuncs.com/up/06rBw9.png"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设置演示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告诉你哪些代码可以优化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：特别是重复代码的提示查找工具很是不错，此处偷偷 @NASA FR 有可优化代码。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drawing>
          <wp:inline distT="0" distB="0" distL="114300" distR="114300">
            <wp:extent cx="12420600" cy="7762875"/>
            <wp:effectExtent l="0" t="0" r="0" b="9525"/>
            <wp:docPr id="6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 descr="IMG_26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3. 智能提示真的很强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显示当前包信息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：可以将鼠标放到对应的引入包上面一会儿，会显示这个包的 README，省去去看如何使用：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drawing>
          <wp:inline distT="0" distB="0" distL="114300" distR="114300">
            <wp:extent cx="12420600" cy="6429375"/>
            <wp:effectExtent l="0" t="0" r="0" b="9525"/>
            <wp:docPr id="7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IMG_26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642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机器学习来提示代码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：写代码过程中，当前 </w:t>
      </w: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WebStorm 2021 支持机器学习所有人的代码习惯来优化代码提示功能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，支持简洁的代码提示（VSCode 有时候会有很多用不上的提示），用了一段时间后你就慢慢发现了。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drawing>
          <wp:inline distT="0" distB="0" distL="114300" distR="114300">
            <wp:extent cx="12420600" cy="3781425"/>
            <wp:effectExtent l="0" t="0" r="0" b="9525"/>
            <wp:docPr id="2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IMG_26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4. 潮流功能 Code With Me 实时调试他人的代码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回想起之前给同学排查代码问题，特别是不坐到一起的场景，你需要先让他加代码权限，然后 clone 代码，切分支，npm i，然后告诉你代码哪儿可能有问题，这里就浪费了很多时间了。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有时候可能会用 Mac 远程控制，但是有这里体验很不好，很多时候都是卡顿掉帧反应慢，寸步难行的感觉，更不要说去调试代码了。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1440" w:hanging="360"/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有了这个 Code With Me 后（没有开启需要去插件中去开启），直接对方分享一个 url 给你，会自动将对方代码包括安装好的依赖同步到你的 WebStorm，然后你在你本地修改时候，对方电脑也会修改，更潮流的你两还可以视频会议的方式来聊哪儿问题，使用几乎原生秒开的体验，可通过 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instrText xml:space="preserve"> HYPERLINK "https://link.juejin.cn/?target=https://www.youtube.com/watch?v=Lq0fCMCK-Yw" \o "https://www.youtube.com/watch?v=Lq0fCMCK-Yw" \t "https://juejin.cn/post/_blank"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t>官方视频</w:t>
      </w:r>
      <w:r>
        <w:rPr>
          <w:rFonts w:hint="default" w:ascii="Segoe UI" w:hAnsi="Segoe UI" w:eastAsia="Segoe UI" w:cs="Segoe UI"/>
          <w:i w:val="0"/>
          <w:iCs w:val="0"/>
          <w:caps w:val="0"/>
          <w:color w:val="0269C8"/>
          <w:spacing w:val="0"/>
          <w:sz w:val="24"/>
          <w:szCs w:val="24"/>
          <w:u w:val="none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了解更多。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7762875"/>
            <wp:effectExtent l="0" t="0" r="0" b="9525"/>
            <wp:docPr id="3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5" descr="IMG_26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左边为本地 WebStorm，右侧为协助者的 Code With Me，类比两台电脑协同的效果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882" w:hanging="360"/>
      </w:pP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5. 还有不少小惊喜的功能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给你一个清晰的 node_modules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：可能很多用 VSCode 的同学都很困惑，我的 node_modules 根本找不到东西，但是 WebStorm 就很清晰了：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10953750"/>
            <wp:effectExtent l="0" t="0" r="0" b="0"/>
            <wp:docPr id="4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6" descr="IMG_27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1095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左边为 WebStorm，右侧为 VSCode（不过可通过 Node Modules Context Menu 这个小众插件解决）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  <w:ind w:left="720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独特的演示模式和专注模式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，可以在通过自定义快捷键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command+option+control+v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打开，或者在「视图-&gt;外观-&gt;进入演示模式」找到（可去设置-&gt;外观-&gt;最下面将演示模式字体设置到 28），省去演示代码时下面看不清的尴尬；使用自定义快捷键 </w:t>
      </w:r>
      <w:r>
        <w:rPr>
          <w:rStyle w:val="12"/>
          <w:rFonts w:hint="default" w:ascii="Consolas" w:hAnsi="Consolas" w:eastAsia="Consolas" w:cs="Consolas"/>
          <w:i w:val="0"/>
          <w:iCs w:val="0"/>
          <w:caps w:val="0"/>
          <w:color w:val="FF502C"/>
          <w:spacing w:val="0"/>
          <w:sz w:val="18"/>
          <w:szCs w:val="18"/>
          <w:shd w:val="clear" w:fill="FFF5F5"/>
        </w:rPr>
        <w:t>command+option+control+v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 进入免打扰模式，也可以「视图-&gt;外观-&gt;进入专注模式」认真敲代码，也是很清晰的。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suppressLineNumbers w:val="0"/>
        <w:pBdr>
          <w:left w:val="none" w:color="auto" w:sz="0" w:space="0"/>
        </w:pBdr>
        <w:spacing w:after="0" w:afterAutospacing="0" w:line="26" w:lineRule="atLeast"/>
        <w:ind w:left="72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420600" cy="7762875"/>
            <wp:effectExtent l="0" t="0" r="0" b="9525"/>
            <wp:docPr id="5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7" descr="IMG_27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t>第一次是演示模式，第二次是免打扰模式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2160" w:hanging="360"/>
      </w:pPr>
    </w:p>
    <w:p>
      <w:pPr>
        <w:keepNext w:val="0"/>
        <w:keepLines w:val="0"/>
        <w:widowControl/>
        <w:suppressLineNumbers w:val="0"/>
        <w:pBdr>
          <w:top w:val="single" w:color="DDDDDD" w:sz="6" w:space="0"/>
          <w:left w:val="none" w:color="auto" w:sz="0" w:space="0"/>
          <w:bottom w:val="none" w:color="auto" w:sz="0" w:space="0"/>
          <w:right w:val="none" w:color="auto" w:sz="0" w:space="0"/>
        </w:pBdr>
        <w:spacing w:before="480" w:beforeAutospacing="0" w:after="480" w:afterAutospacing="0" w:line="26" w:lineRule="atLeast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回到开始所说，提高操作效率不在乎你用哪一个工具，而在乎你熟练哪个工具，同时很建议大伙对于自己常用的软件，慢慢让自己习惯使用快捷键，并逐步脱离鼠标，会有有趣事情发生的</w:t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。</w:t>
      </w:r>
    </w:p>
    <w:p/>
    <w:p/>
    <w:p/>
    <w:p/>
    <w:p>
      <w:pPr>
        <w:pStyle w:val="2"/>
        <w:keepNext w:val="0"/>
        <w:keepLines w:val="0"/>
        <w:widowControl/>
        <w:suppressLineNumbers w:val="0"/>
        <w:spacing w:line="20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  <w:t>【缺缺缺人】杭州阿里飞猪招前端端端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instrText xml:space="preserve"> HYPERLINK "https://juejin.cn/team/6948236603978416165/posts"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separate"/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000000"/>
          <w:spacing w:val="0"/>
          <w:sz w:val="24"/>
          <w:szCs w:val="24"/>
          <w:u w:val="none"/>
        </w:rPr>
        <w:t>飞猪前端团队</w:t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sz w:val="18"/>
          <w:szCs w:val="18"/>
          <w:u w:val="none"/>
        </w:rPr>
        <w:drawing>
          <wp:inline distT="0" distB="0" distL="114300" distR="114300">
            <wp:extent cx="228600" cy="228600"/>
            <wp:effectExtent l="0" t="0" r="0" b="0"/>
            <wp:docPr id="17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IMG_25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909090"/>
          <w:spacing w:val="0"/>
          <w:kern w:val="0"/>
          <w:sz w:val="18"/>
          <w:szCs w:val="18"/>
          <w:u w:val="non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before="30" w:beforeAutospacing="0" w:line="300" w:lineRule="atLeast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8A919F"/>
          <w:spacing w:val="0"/>
          <w:kern w:val="0"/>
          <w:sz w:val="18"/>
          <w:szCs w:val="18"/>
          <w:lang w:val="en-US" w:eastAsia="zh-CN" w:bidi="ar"/>
        </w:rPr>
        <w:t>2019年04月09日 11:55 ·  阅读 896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lang w:val="en-US" w:eastAsia="zh-CN" w:bidi="ar"/>
        </w:rPr>
        <w:t> 关注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8"/>
          <w:szCs w:val="18"/>
          <w:shd w:val="clear" w:fill="EEEEEE"/>
          <w:lang w:val="en-US" w:eastAsia="zh-CN" w:bidi="ar"/>
        </w:rPr>
        <w:drawing>
          <wp:inline distT="0" distB="0" distL="114300" distR="114300">
            <wp:extent cx="2857500" cy="2609850"/>
            <wp:effectExtent l="0" t="0" r="0" b="0"/>
            <wp:docPr id="1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 descr="IMG_25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instrText xml:space="preserve"> HYPERLINK "https://juejin.cn/user/3051900006845944" \t "https://juejin.cn/post/_blank" </w:instrTex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sz w:val="21"/>
          <w:szCs w:val="21"/>
          <w:u w:val="none"/>
        </w:rPr>
        <w:t>飞猪前端团队</w:t>
      </w:r>
      <w: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sz w:val="21"/>
          <w:szCs w:val="21"/>
          <w:u w:val="none"/>
        </w:rPr>
        <w:drawing>
          <wp:inline distT="0" distB="0" distL="114300" distR="114300">
            <wp:extent cx="219075" cy="133350"/>
            <wp:effectExtent l="0" t="0" r="9525" b="0"/>
            <wp:docPr id="19" name="图片 19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9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3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8A9AA9"/>
          <w:spacing w:val="0"/>
          <w:kern w:val="0"/>
          <w:sz w:val="21"/>
          <w:szCs w:val="21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8A9AA9"/>
          <w:spacing w:val="0"/>
          <w:kern w:val="0"/>
          <w:sz w:val="21"/>
          <w:szCs w:val="21"/>
          <w:lang w:val="en-US" w:eastAsia="zh-CN" w:bidi="ar"/>
        </w:rPr>
        <w:t>公众号 @ fliggyfe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团队介绍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我们是飞猪商旅前端团队，面向 2B 商务旅行业务，提供机票、火车票、酒店、租用车等相关预订、履约、逆向、营销服务能力承接，对接飞猪、淘宝、支付宝、钉钉等多客户端及 PC，提供混合式、高性能、富体验前端技术支持，同时围绕业务构建 Hybrid、离线化、Canvas/WebGL、小程序、Node 全栈等相关技术产品与平台，助力业务更好更快发展。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1）解决方案：H5 Hybrid 强混、Weex/Rax 跨端融合、面向多端的离线化体系、飞猪小程序、PWA、组件化、数据埋点/监控、Node Service/SSR、云构建、灰度/ABtest、Canvas/WebGL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2）技术产品：Clam 工程化套件（涵盖脚手架、开发/调试工具、发布管理等）、信鸽离线资源管理平台、页匠页面搭建平台、哈勃监控平台、Dragon Node 开发套件（涵盖Service、SSR、中后台等）、Janna 中后台开发套件、蜂鸟组件平台（包含 H5/Rax/iOS/Android/小程序 多端）、水母数据大盘（性能数据、监控数据、业务数据）、Weex-UI、互动平台（包含2D/3D 解决方案、微动效、素材库等）……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3）技术关键词：性能、稳定、沉淀、创新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职位要求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本科或以上学历，3年以上前端开发经验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精通各种前端基础技术，包括 HTML/CSS/JavaScript 等，熟悉函数式、性能优化、Hybrid 技术者优先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熟悉至少一个主流框架（如 Vue/React/Angular 等），能够高效完成视觉稿拆解及编码实现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对前端工程化与模块化开发有一定了解，并有一定实践经验（如 Gulp/Webpack/Rollup/CommonJS 等）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对前端技术有持续热情，具备良好的团队协作精神，个性乐观开朗，善于与各种不同背景角色合作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具备跨终端前端开发能力、具备客户端开发能力、有高质量开源项目、具备数据分析技能者优先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职位描述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负责飞猪商旅相关业务的多端页面开发、上线、维护工作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参与前端技术架构设计，承担核心模块的代码编写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保障业务性能与稳定性，分析各类数据，识别并解决瓶颈问题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在理解产品业务的基础上，打造提升产品体验或研发效能的技术工具、产品、平台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关注并实践前端前沿技术，通过新技术反哺团队与业务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iCs w:val="0"/>
          <w:caps w:val="0"/>
          <w:color w:val="333333"/>
          <w:spacing w:val="0"/>
          <w:sz w:val="27"/>
          <w:szCs w:val="27"/>
        </w:rPr>
        <w:t>工作地点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杭州阿里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对阿里飞猪有兴趣的童鞋，可以把简历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发送至：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tw102972@alibaba-inc.com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24"/>
          <w:szCs w:val="24"/>
        </w:rPr>
        <w:t>假如是后端 JAVA 同学看到此条消息，或者是你的小伙伴刚好在寻找机会，或者你的层级可以到P7，也可以将简历发送给 tw102972@alibaba-inc.com ，可以帮忙一起内推，谢谢大家！</w:t>
      </w:r>
    </w:p>
    <w:p>
      <w:pPr>
        <w:rPr>
          <w:rFonts w:hint="default"/>
          <w:lang w:val="en-US" w:eastAsia="zh-CN"/>
        </w:rPr>
      </w:pPr>
    </w:p>
    <w:p/>
    <w:p/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"https://blog.csdn.net/wb1046329430/article/details/116607344?ops_request_misc=%257B%2522request%255Fid%2522%253A%2522165052398716780265434659%2522%252C%2522scm%2522%253A%252220140713.130102334.pc%255Fall.%2522%257D&amp;request_id=165052398716780265434659&amp;biz_i"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Webstorm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</w:rPr>
        <w:t>IntelliJ IDEA 之 Git 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3620770"/>
            <wp:effectExtent l="0" t="0" r="4445" b="1778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2100FD"/>
    <w:multiLevelType w:val="multilevel"/>
    <w:tmpl w:val="802100F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BDC88B2"/>
    <w:multiLevelType w:val="multilevel"/>
    <w:tmpl w:val="8BDC88B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8C6B0257"/>
    <w:multiLevelType w:val="multilevel"/>
    <w:tmpl w:val="8C6B025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E17CF646"/>
    <w:multiLevelType w:val="multilevel"/>
    <w:tmpl w:val="E17CF64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E6FAAB55"/>
    <w:multiLevelType w:val="multilevel"/>
    <w:tmpl w:val="E6FAAB5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F6BD9CC7"/>
    <w:multiLevelType w:val="multilevel"/>
    <w:tmpl w:val="F6BD9CC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0149172B"/>
    <w:multiLevelType w:val="multilevel"/>
    <w:tmpl w:val="014917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26F94B23"/>
    <w:multiLevelType w:val="multilevel"/>
    <w:tmpl w:val="26F94B2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2C8805AC"/>
    <w:multiLevelType w:val="multilevel"/>
    <w:tmpl w:val="2C8805A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7708DC4B"/>
    <w:multiLevelType w:val="multilevel"/>
    <w:tmpl w:val="7708DC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7C467C94"/>
    <w:multiLevelType w:val="multilevel"/>
    <w:tmpl w:val="7C467C9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3"/>
  </w:num>
  <w:num w:numId="2">
    <w:abstractNumId w:val="9"/>
  </w:num>
  <w:num w:numId="3">
    <w:abstractNumId w:val="2"/>
  </w:num>
  <w:num w:numId="4">
    <w:abstractNumId w:val="6"/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  <w:num w:numId="7">
    <w:abstractNumId w:val="8"/>
  </w:num>
  <w:num w:numId="8">
    <w:abstractNumId w:val="5"/>
  </w:num>
  <w:num w:numId="9">
    <w:abstractNumId w:val="0"/>
  </w:num>
  <w:num w:numId="10">
    <w:abstractNumId w:val="1"/>
  </w:num>
  <w:num w:numId="11">
    <w:abstractNumId w:val="7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28D7421"/>
    <w:rsid w:val="04A71B2E"/>
    <w:rsid w:val="08652A86"/>
    <w:rsid w:val="0A3E69D1"/>
    <w:rsid w:val="1A4F0ED2"/>
    <w:rsid w:val="20743577"/>
    <w:rsid w:val="2612111D"/>
    <w:rsid w:val="278D2DB7"/>
    <w:rsid w:val="2B25203D"/>
    <w:rsid w:val="2CD47877"/>
    <w:rsid w:val="2E226EA9"/>
    <w:rsid w:val="3553257A"/>
    <w:rsid w:val="384A4E91"/>
    <w:rsid w:val="38F10E71"/>
    <w:rsid w:val="39E56B12"/>
    <w:rsid w:val="3D5A5BDA"/>
    <w:rsid w:val="4E854A1D"/>
    <w:rsid w:val="520B029F"/>
    <w:rsid w:val="583848AE"/>
    <w:rsid w:val="5AB02E22"/>
    <w:rsid w:val="5FF84DBC"/>
    <w:rsid w:val="65DD43CE"/>
    <w:rsid w:val="65E41BD1"/>
    <w:rsid w:val="68D81888"/>
    <w:rsid w:val="6DFB3F5C"/>
    <w:rsid w:val="6E7C509D"/>
    <w:rsid w:val="7012558D"/>
    <w:rsid w:val="72AB5DE3"/>
    <w:rsid w:val="73B9469D"/>
    <w:rsid w:val="79032F02"/>
    <w:rsid w:val="7A066163"/>
    <w:rsid w:val="7ADD1110"/>
    <w:rsid w:val="7B357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character" w:styleId="12">
    <w:name w:val="HTML Code"/>
    <w:basedOn w:val="9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GIF"/><Relationship Id="rId4" Type="http://schemas.openxmlformats.org/officeDocument/2006/relationships/hyperlink" Target="https://www.cnblogs.com/ElvisZhongShao/" TargetMode="Externa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5.png"/><Relationship Id="rId30" Type="http://schemas.openxmlformats.org/officeDocument/2006/relationships/image" Target="media/image24.webp"/><Relationship Id="rId3" Type="http://schemas.openxmlformats.org/officeDocument/2006/relationships/theme" Target="theme/theme1.xml"/><Relationship Id="rId29" Type="http://schemas.openxmlformats.org/officeDocument/2006/relationships/image" Target="media/image23.webp"/><Relationship Id="rId28" Type="http://schemas.openxmlformats.org/officeDocument/2006/relationships/image" Target="media/image22.webp"/><Relationship Id="rId27" Type="http://schemas.openxmlformats.org/officeDocument/2006/relationships/image" Target="media/image21.webp"/><Relationship Id="rId26" Type="http://schemas.openxmlformats.org/officeDocument/2006/relationships/image" Target="media/image20.webp"/><Relationship Id="rId25" Type="http://schemas.openxmlformats.org/officeDocument/2006/relationships/image" Target="media/image19.webp"/><Relationship Id="rId24" Type="http://schemas.openxmlformats.org/officeDocument/2006/relationships/image" Target="media/image18.webp"/><Relationship Id="rId23" Type="http://schemas.openxmlformats.org/officeDocument/2006/relationships/image" Target="media/image17.webp"/><Relationship Id="rId22" Type="http://schemas.openxmlformats.org/officeDocument/2006/relationships/image" Target="media/image16.webp"/><Relationship Id="rId21" Type="http://schemas.openxmlformats.org/officeDocument/2006/relationships/image" Target="media/image15.webp"/><Relationship Id="rId20" Type="http://schemas.openxmlformats.org/officeDocument/2006/relationships/hyperlink" Target="https://link.juejin.cn/?target=https:/qpluspicture.oss-cn-beijing.aliyuncs.com/up/QYtuow.mp4" TargetMode="External"/><Relationship Id="rId2" Type="http://schemas.openxmlformats.org/officeDocument/2006/relationships/settings" Target="settings.xml"/><Relationship Id="rId19" Type="http://schemas.openxmlformats.org/officeDocument/2006/relationships/image" Target="media/image14.webp"/><Relationship Id="rId18" Type="http://schemas.openxmlformats.org/officeDocument/2006/relationships/image" Target="media/image13.sv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webp"/><Relationship Id="rId14" Type="http://schemas.openxmlformats.org/officeDocument/2006/relationships/image" Target="media/image9.sv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hyperlink" Target="https://juejin.cn/team/6948236603978416165/posts" TargetMode="External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5869</Words>
  <Characters>9111</Characters>
  <Lines>0</Lines>
  <Paragraphs>0</Paragraphs>
  <TotalTime>1</TotalTime>
  <ScaleCrop>false</ScaleCrop>
  <LinksUpToDate>false</LinksUpToDate>
  <CharactersWithSpaces>9904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2022-04-14T09:00:00Z</dcterms:created>
  <dc:creator>zhuqizhong</dc:creator>
  <cp:lastModifiedBy>流星619</cp:lastModifiedBy>
  <dcterms:modified xsi:type="dcterms:W3CDTF">2022-06-30T06:30:00Z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AE09809B63594746AE5BE81458D6E94C</vt:lpwstr>
  </property>
  <property fmtid="{D5CDD505-2E9C-101B-9397-08002B2CF9AE}" pid="4" name="commondata">
    <vt:lpwstr>eyJoZGlkIjoiNjM3MjU3MDY2ZWUyYTJkYzU1YzZhZmUxMTYwNDQ3YTgifQ==</vt:lpwstr>
  </property>
</Properties>
</file>